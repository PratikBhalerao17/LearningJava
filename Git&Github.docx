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B20A7" w:rsidRDefault="00BD486D">
      <w:pPr>
        <w:rPr>
          <w:b/>
        </w:rPr>
      </w:pPr>
      <w:bookmarkStart w:id="0" w:name="_GoBack"/>
      <w:bookmarkEnd w:id="0"/>
      <w:r w:rsidRPr="00BD486D">
        <w:rPr>
          <w:b/>
        </w:rPr>
        <w:t xml:space="preserve">Git &amp; </w:t>
      </w:r>
      <w:proofErr w:type="gramStart"/>
      <w:r w:rsidRPr="00BD486D">
        <w:rPr>
          <w:b/>
        </w:rPr>
        <w:t>Github :</w:t>
      </w:r>
      <w:proofErr w:type="gramEnd"/>
    </w:p>
    <w:p w:rsidR="003D366E" w:rsidRDefault="003D366E">
      <w:pPr>
        <w:rPr>
          <w:b/>
        </w:rPr>
      </w:pPr>
      <w:r>
        <w:rPr>
          <w:b/>
        </w:rPr>
        <w:t xml:space="preserve">(Best </w:t>
      </w:r>
      <w:proofErr w:type="gramStart"/>
      <w:r>
        <w:rPr>
          <w:b/>
        </w:rPr>
        <w:t>Practice :</w:t>
      </w:r>
      <w:proofErr w:type="gramEnd"/>
      <w:r>
        <w:rPr>
          <w:b/>
        </w:rPr>
        <w:t xml:space="preserve"> Always first make repository in github and then clone it to local </w:t>
      </w:r>
      <w:r w:rsidR="00671C24">
        <w:rPr>
          <w:b/>
        </w:rPr>
        <w:t>machine in project)</w:t>
      </w:r>
    </w:p>
    <w:p w:rsidR="00BD486D" w:rsidRDefault="00BD486D">
      <w:pPr>
        <w:rPr>
          <w:b/>
        </w:rPr>
      </w:pPr>
      <w:r>
        <w:rPr>
          <w:noProof/>
        </w:rPr>
        <w:drawing>
          <wp:inline distT="0" distB="0" distL="0" distR="0" wp14:anchorId="7661DF06" wp14:editId="376EF53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86D" w:rsidRDefault="00BD486D">
      <w:pPr>
        <w:rPr>
          <w:b/>
        </w:rPr>
      </w:pPr>
    </w:p>
    <w:p w:rsidR="00BD486D" w:rsidRDefault="00BD486D">
      <w:pPr>
        <w:rPr>
          <w:b/>
        </w:rPr>
      </w:pPr>
      <w:r>
        <w:rPr>
          <w:noProof/>
        </w:rPr>
        <w:drawing>
          <wp:inline distT="0" distB="0" distL="0" distR="0" wp14:anchorId="341339DF" wp14:editId="0015171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86D" w:rsidRDefault="00BD486D" w:rsidP="00BD486D">
      <w:pPr>
        <w:pStyle w:val="ListParagraph"/>
        <w:numPr>
          <w:ilvl w:val="0"/>
          <w:numId w:val="1"/>
        </w:numPr>
        <w:rPr>
          <w:b/>
          <w:lang w:val="en-GB"/>
        </w:rPr>
      </w:pPr>
      <w:r>
        <w:rPr>
          <w:b/>
          <w:lang w:val="en-GB"/>
        </w:rPr>
        <w:t>Git Config:</w:t>
      </w:r>
    </w:p>
    <w:p w:rsidR="00BD486D" w:rsidRPr="00BD486D" w:rsidRDefault="00BD486D" w:rsidP="00BD486D">
      <w:pPr>
        <w:pStyle w:val="ListParagraph"/>
        <w:rPr>
          <w:lang w:val="en-GB"/>
        </w:rPr>
      </w:pPr>
      <w:r w:rsidRPr="00BD486D">
        <w:rPr>
          <w:lang w:val="en-GB"/>
        </w:rPr>
        <w:sym w:font="Wingdings" w:char="F0E0"/>
      </w:r>
      <w:r w:rsidRPr="00BD486D">
        <w:rPr>
          <w:lang w:val="en-GB"/>
        </w:rPr>
        <w:t>To check the configurations of git</w:t>
      </w:r>
    </w:p>
    <w:p w:rsidR="00BD486D" w:rsidRDefault="00BD486D" w:rsidP="00BD486D">
      <w:pPr>
        <w:pStyle w:val="ListParagraph"/>
        <w:ind w:firstLine="720"/>
        <w:rPr>
          <w:lang w:val="en-GB"/>
        </w:rPr>
      </w:pPr>
      <w:r w:rsidRPr="00BD486D">
        <w:rPr>
          <w:lang w:val="en-GB"/>
        </w:rPr>
        <w:t xml:space="preserve">git config –list </w:t>
      </w:r>
    </w:p>
    <w:p w:rsidR="00BD486D" w:rsidRDefault="00BD486D" w:rsidP="00BD486D">
      <w:pPr>
        <w:pStyle w:val="ListParagraph"/>
        <w:ind w:firstLine="720"/>
        <w:rPr>
          <w:lang w:val="en-GB"/>
        </w:rPr>
      </w:pPr>
      <w:r>
        <w:rPr>
          <w:lang w:val="en-GB"/>
        </w:rPr>
        <w:t>git config –global user.name</w:t>
      </w:r>
    </w:p>
    <w:p w:rsidR="00BD486D" w:rsidRDefault="00BD486D" w:rsidP="00BD486D">
      <w:pPr>
        <w:pStyle w:val="ListParagraph"/>
        <w:ind w:firstLine="720"/>
        <w:rPr>
          <w:lang w:val="en-GB"/>
        </w:rPr>
      </w:pPr>
      <w:r>
        <w:rPr>
          <w:lang w:val="en-GB"/>
        </w:rPr>
        <w:t xml:space="preserve">git config –global </w:t>
      </w:r>
      <w:proofErr w:type="gramStart"/>
      <w:r>
        <w:rPr>
          <w:lang w:val="en-GB"/>
        </w:rPr>
        <w:t>user.email</w:t>
      </w:r>
      <w:proofErr w:type="gramEnd"/>
    </w:p>
    <w:p w:rsidR="00BD486D" w:rsidRDefault="00BD486D" w:rsidP="00BD486D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>To set up the global or local configuration using git</w:t>
      </w:r>
    </w:p>
    <w:p w:rsidR="00BD486D" w:rsidRDefault="00BD486D" w:rsidP="00BD486D">
      <w:pPr>
        <w:pStyle w:val="ListParagraph"/>
        <w:ind w:left="1080" w:firstLine="360"/>
        <w:rPr>
          <w:lang w:val="en-GB"/>
        </w:rPr>
      </w:pPr>
      <w:r>
        <w:rPr>
          <w:lang w:val="en-GB"/>
        </w:rPr>
        <w:t>git config –global user.name “Name” (Use git hub name)</w:t>
      </w:r>
    </w:p>
    <w:p w:rsidR="00BD486D" w:rsidRDefault="00BD486D" w:rsidP="00BD486D">
      <w:pPr>
        <w:pStyle w:val="ListParagraph"/>
        <w:ind w:left="1080" w:firstLine="360"/>
        <w:rPr>
          <w:lang w:val="en-GB"/>
        </w:rPr>
      </w:pPr>
      <w:r>
        <w:rPr>
          <w:lang w:val="en-GB"/>
        </w:rPr>
        <w:t xml:space="preserve">git config –global </w:t>
      </w:r>
      <w:proofErr w:type="gramStart"/>
      <w:r>
        <w:rPr>
          <w:lang w:val="en-GB"/>
        </w:rPr>
        <w:t>user.email</w:t>
      </w:r>
      <w:proofErr w:type="gramEnd"/>
      <w:r>
        <w:rPr>
          <w:lang w:val="en-GB"/>
        </w:rPr>
        <w:t xml:space="preserve"> “email” (Use git hub email)</w:t>
      </w:r>
    </w:p>
    <w:p w:rsidR="00BD486D" w:rsidRDefault="00BD486D" w:rsidP="00BD486D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Clone and Status</w:t>
      </w:r>
    </w:p>
    <w:p w:rsidR="00BD486D" w:rsidRDefault="00BD486D" w:rsidP="00BD486D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>To download a remote repository from github or any other to local we use clone</w:t>
      </w:r>
    </w:p>
    <w:p w:rsidR="00BD486D" w:rsidRPr="00BD486D" w:rsidRDefault="00BD486D" w:rsidP="00BD486D">
      <w:pPr>
        <w:pStyle w:val="ListParagraph"/>
        <w:ind w:left="1080"/>
        <w:rPr>
          <w:lang w:val="en-GB"/>
        </w:rPr>
      </w:pPr>
      <w:r>
        <w:rPr>
          <w:noProof/>
        </w:rPr>
        <w:drawing>
          <wp:inline distT="0" distB="0" distL="0" distR="0" wp14:anchorId="5A8FA5BC" wp14:editId="068DDF4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86D" w:rsidRPr="00BD486D" w:rsidRDefault="00BD486D" w:rsidP="00BD486D">
      <w:pPr>
        <w:pStyle w:val="ListParagraph"/>
        <w:ind w:left="1440"/>
        <w:rPr>
          <w:lang w:val="en-GB"/>
        </w:rPr>
      </w:pPr>
    </w:p>
    <w:p w:rsidR="00BD486D" w:rsidRDefault="00BD486D" w:rsidP="00BD486D">
      <w:pPr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  <w:t>git clone &lt;Link of repository</w:t>
      </w:r>
      <w:proofErr w:type="gramStart"/>
      <w:r>
        <w:rPr>
          <w:lang w:val="en-GB"/>
        </w:rPr>
        <w:t>&gt;  (</w:t>
      </w:r>
      <w:proofErr w:type="gramEnd"/>
      <w:r>
        <w:rPr>
          <w:lang w:val="en-GB"/>
        </w:rPr>
        <w:t>It creates new folder to our current directory)</w:t>
      </w:r>
    </w:p>
    <w:p w:rsidR="0018680C" w:rsidRDefault="00BD486D" w:rsidP="00BD486D">
      <w:pPr>
        <w:rPr>
          <w:lang w:val="en-GB"/>
        </w:rPr>
      </w:pPr>
      <w:r>
        <w:rPr>
          <w:lang w:val="en-GB"/>
        </w:rPr>
        <w:t>Here after cofig email clone command is fired.</w:t>
      </w:r>
    </w:p>
    <w:p w:rsidR="00BD486D" w:rsidRPr="00BD486D" w:rsidRDefault="00BD486D" w:rsidP="00BD486D">
      <w:pPr>
        <w:rPr>
          <w:lang w:val="en-GB"/>
        </w:rPr>
      </w:pPr>
      <w:r>
        <w:rPr>
          <w:noProof/>
        </w:rPr>
        <w:drawing>
          <wp:inline distT="0" distB="0" distL="0" distR="0" wp14:anchorId="029D07AD" wp14:editId="760637E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86D" w:rsidRDefault="00BD486D" w:rsidP="00BD486D">
      <w:pPr>
        <w:pStyle w:val="ListParagraph"/>
        <w:rPr>
          <w:b/>
          <w:lang w:val="en-GB"/>
        </w:rPr>
      </w:pPr>
    </w:p>
    <w:p w:rsidR="00BD486D" w:rsidRDefault="00BD486D" w:rsidP="00BD486D">
      <w:pPr>
        <w:pStyle w:val="ListParagraph"/>
        <w:numPr>
          <w:ilvl w:val="0"/>
          <w:numId w:val="2"/>
        </w:numPr>
        <w:rPr>
          <w:lang w:val="en-GB"/>
        </w:rPr>
      </w:pPr>
      <w:r w:rsidRPr="00BD486D">
        <w:rPr>
          <w:lang w:val="en-GB"/>
        </w:rPr>
        <w:t>Status can give the details about changes in</w:t>
      </w:r>
      <w:r>
        <w:rPr>
          <w:lang w:val="en-GB"/>
        </w:rPr>
        <w:t xml:space="preserve"> the repository i.e. </w:t>
      </w:r>
      <w:proofErr w:type="gramStart"/>
      <w:r>
        <w:rPr>
          <w:lang w:val="en-GB"/>
        </w:rPr>
        <w:t>untracked,staged</w:t>
      </w:r>
      <w:proofErr w:type="gramEnd"/>
      <w:r w:rsidR="006A1C87">
        <w:rPr>
          <w:lang w:val="en-GB"/>
        </w:rPr>
        <w:t>,modified,unmodified</w:t>
      </w:r>
    </w:p>
    <w:p w:rsidR="006A1C87" w:rsidRDefault="006A1C87" w:rsidP="006A1C87">
      <w:pPr>
        <w:pStyle w:val="ListParagraph"/>
        <w:ind w:left="1080"/>
        <w:rPr>
          <w:lang w:val="en-GB"/>
        </w:rPr>
      </w:pPr>
    </w:p>
    <w:p w:rsidR="006A1C87" w:rsidRDefault="006A1C87" w:rsidP="006A1C87">
      <w:pPr>
        <w:rPr>
          <w:lang w:val="en-GB"/>
        </w:rPr>
      </w:pPr>
      <w:r>
        <w:rPr>
          <w:noProof/>
        </w:rPr>
        <w:drawing>
          <wp:inline distT="0" distB="0" distL="0" distR="0" wp14:anchorId="6566C8C3" wp14:editId="4F5D8DD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C87" w:rsidRDefault="006A1C87" w:rsidP="006A1C87">
      <w:pPr>
        <w:rPr>
          <w:lang w:val="en-GB"/>
        </w:rPr>
      </w:pPr>
    </w:p>
    <w:p w:rsidR="006A1C87" w:rsidRDefault="006A1C87" w:rsidP="006A1C87">
      <w:pPr>
        <w:rPr>
          <w:lang w:val="en-GB"/>
        </w:rPr>
      </w:pPr>
      <w:r>
        <w:rPr>
          <w:lang w:val="en-GB"/>
        </w:rPr>
        <w:t xml:space="preserve">Status command: </w:t>
      </w:r>
    </w:p>
    <w:p w:rsidR="006A1C87" w:rsidRDefault="006A1C87" w:rsidP="006A1C87">
      <w:pPr>
        <w:rPr>
          <w:lang w:val="en-GB"/>
        </w:rPr>
      </w:pPr>
      <w:r>
        <w:rPr>
          <w:noProof/>
        </w:rPr>
        <w:drawing>
          <wp:inline distT="0" distB="0" distL="0" distR="0" wp14:anchorId="42E7CBB4" wp14:editId="061B15A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80C" w:rsidRDefault="0018680C" w:rsidP="006A1C87">
      <w:pPr>
        <w:rPr>
          <w:lang w:val="en-GB"/>
        </w:rPr>
      </w:pPr>
      <w:r>
        <w:rPr>
          <w:lang w:val="en-GB"/>
        </w:rPr>
        <w:t xml:space="preserve">After git is </w:t>
      </w:r>
      <w:proofErr w:type="gramStart"/>
      <w:r>
        <w:rPr>
          <w:lang w:val="en-GB"/>
        </w:rPr>
        <w:t>initialized .git</w:t>
      </w:r>
      <w:proofErr w:type="gramEnd"/>
      <w:r>
        <w:rPr>
          <w:lang w:val="en-GB"/>
        </w:rPr>
        <w:t xml:space="preserve"> folder is created which is hidden &amp; can view with </w:t>
      </w:r>
      <w:r w:rsidRPr="0018680C">
        <w:rPr>
          <w:b/>
        </w:rPr>
        <w:t>ls -a</w:t>
      </w:r>
      <w:r>
        <w:rPr>
          <w:lang w:val="en-GB"/>
        </w:rPr>
        <w:t xml:space="preserve"> where -a means all.</w:t>
      </w:r>
    </w:p>
    <w:p w:rsidR="0018680C" w:rsidRDefault="0018680C" w:rsidP="006A1C87">
      <w:pPr>
        <w:rPr>
          <w:lang w:val="en-GB"/>
        </w:rPr>
      </w:pPr>
    </w:p>
    <w:p w:rsidR="0018680C" w:rsidRDefault="0018680C" w:rsidP="0018680C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Add &amp; Commit</w:t>
      </w:r>
    </w:p>
    <w:p w:rsidR="0018680C" w:rsidRDefault="0018680C" w:rsidP="0018680C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 xml:space="preserve">Commit is 2 step </w:t>
      </w:r>
      <w:proofErr w:type="gramStart"/>
      <w:r>
        <w:rPr>
          <w:lang w:val="en-GB"/>
        </w:rPr>
        <w:t>process,first</w:t>
      </w:r>
      <w:proofErr w:type="gramEnd"/>
      <w:r>
        <w:rPr>
          <w:lang w:val="en-GB"/>
        </w:rPr>
        <w:t xml:space="preserve"> we add the files to staged area and after that we commit it.</w:t>
      </w:r>
    </w:p>
    <w:p w:rsidR="0018680C" w:rsidRDefault="0018680C" w:rsidP="0018680C">
      <w:pPr>
        <w:pStyle w:val="ListParagraph"/>
        <w:ind w:left="1080"/>
        <w:rPr>
          <w:lang w:val="en-GB"/>
        </w:rPr>
      </w:pPr>
      <w:r w:rsidRPr="0018680C">
        <w:rPr>
          <w:b/>
          <w:lang w:val="en-GB"/>
        </w:rPr>
        <w:t xml:space="preserve">git </w:t>
      </w:r>
      <w:proofErr w:type="gramStart"/>
      <w:r w:rsidRPr="0018680C">
        <w:rPr>
          <w:b/>
          <w:lang w:val="en-GB"/>
        </w:rPr>
        <w:t>add .</w:t>
      </w:r>
      <w:proofErr w:type="gramEnd"/>
      <w:r>
        <w:rPr>
          <w:lang w:val="en-GB"/>
        </w:rPr>
        <w:t xml:space="preserve"> or </w:t>
      </w:r>
      <w:r w:rsidRPr="0018680C">
        <w:rPr>
          <w:b/>
          <w:lang w:val="en-GB"/>
        </w:rPr>
        <w:t>git add filename</w:t>
      </w:r>
      <w:r>
        <w:rPr>
          <w:b/>
          <w:lang w:val="en-GB"/>
        </w:rPr>
        <w:t xml:space="preserve"> </w:t>
      </w:r>
      <w:r w:rsidRPr="0018680C">
        <w:rPr>
          <w:lang w:val="en-GB"/>
        </w:rPr>
        <w:t>(</w:t>
      </w:r>
      <w:proofErr w:type="gramStart"/>
      <w:r w:rsidRPr="0018680C">
        <w:rPr>
          <w:lang w:val="en-GB"/>
        </w:rPr>
        <w:t>with .</w:t>
      </w:r>
      <w:proofErr w:type="gramEnd"/>
      <w:r w:rsidRPr="0018680C">
        <w:rPr>
          <w:lang w:val="en-GB"/>
        </w:rPr>
        <w:t xml:space="preserve"> we can add all modified or untracked files)</w:t>
      </w:r>
    </w:p>
    <w:p w:rsidR="0018680C" w:rsidRPr="0018680C" w:rsidRDefault="0018680C" w:rsidP="0018680C">
      <w:pPr>
        <w:pStyle w:val="ListParagraph"/>
        <w:numPr>
          <w:ilvl w:val="0"/>
          <w:numId w:val="2"/>
        </w:numPr>
        <w:rPr>
          <w:lang w:val="en-GB"/>
        </w:rPr>
      </w:pPr>
      <w:r w:rsidRPr="0018680C">
        <w:rPr>
          <w:lang w:val="en-GB"/>
        </w:rPr>
        <w:t>After that we can commit the changes using</w:t>
      </w:r>
      <w:r>
        <w:rPr>
          <w:b/>
          <w:lang w:val="en-GB"/>
        </w:rPr>
        <w:t xml:space="preserve"> git commit -m “Commit message”</w:t>
      </w:r>
    </w:p>
    <w:p w:rsidR="0018680C" w:rsidRDefault="002440FC" w:rsidP="0018680C">
      <w:pPr>
        <w:rPr>
          <w:noProof/>
        </w:rPr>
      </w:pPr>
      <w:r>
        <w:rPr>
          <w:noProof/>
        </w:rPr>
        <w:t xml:space="preserve"> </w:t>
      </w:r>
      <w:r w:rsidR="0018680C">
        <w:rPr>
          <w:noProof/>
        </w:rPr>
        <w:drawing>
          <wp:inline distT="0" distB="0" distL="0" distR="0" wp14:anchorId="7EC12574" wp14:editId="65534BE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0FC" w:rsidRDefault="002440FC" w:rsidP="002440FC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Push command:</w:t>
      </w:r>
    </w:p>
    <w:p w:rsidR="002440FC" w:rsidRDefault="002440FC" w:rsidP="002440FC">
      <w:pPr>
        <w:pStyle w:val="ListParagraph"/>
        <w:rPr>
          <w:noProof/>
        </w:rPr>
      </w:pPr>
      <w:r>
        <w:rPr>
          <w:noProof/>
        </w:rPr>
        <w:t>We used to push our code from local to remote repository(github).</w:t>
      </w:r>
    </w:p>
    <w:p w:rsidR="002440FC" w:rsidRDefault="002440FC" w:rsidP="002440FC">
      <w:pPr>
        <w:pStyle w:val="ListParagraph"/>
        <w:rPr>
          <w:noProof/>
        </w:rPr>
      </w:pPr>
      <w:r>
        <w:rPr>
          <w:noProof/>
        </w:rPr>
        <w:sym w:font="Wingdings" w:char="F0E0"/>
      </w:r>
      <w:r>
        <w:rPr>
          <w:noProof/>
        </w:rPr>
        <w:t xml:space="preserve">git push origin main (we can also use </w:t>
      </w:r>
      <w:r w:rsidRPr="002440FC">
        <w:rPr>
          <w:b/>
        </w:rPr>
        <w:t>git push</w:t>
      </w:r>
      <w:r w:rsidRPr="002440FC">
        <w:rPr>
          <w:b/>
          <w:noProof/>
        </w:rPr>
        <w:t xml:space="preserve"> -u origin main</w:t>
      </w:r>
      <w:r>
        <w:rPr>
          <w:noProof/>
        </w:rPr>
        <w:t xml:space="preserve"> -u will save the origin location and in future we can just mention </w:t>
      </w:r>
      <w:r w:rsidRPr="002440FC">
        <w:rPr>
          <w:b/>
          <w:noProof/>
        </w:rPr>
        <w:t>git push</w:t>
      </w:r>
      <w:r>
        <w:rPr>
          <w:noProof/>
        </w:rPr>
        <w:t xml:space="preserve"> )</w:t>
      </w:r>
    </w:p>
    <w:p w:rsidR="002440FC" w:rsidRDefault="002440FC" w:rsidP="002440FC">
      <w:pPr>
        <w:pStyle w:val="ListParagraph"/>
        <w:rPr>
          <w:noProof/>
        </w:rPr>
      </w:pPr>
      <w:r>
        <w:rPr>
          <w:noProof/>
        </w:rPr>
        <w:t>(Here origin is name of our repository which we clone or a origin repository and all our push will add data to this repository on remote github &amp; main is a branch in which we need to add the code)</w:t>
      </w:r>
    </w:p>
    <w:p w:rsidR="002440FC" w:rsidRDefault="002440FC" w:rsidP="002440FC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48402B6C" wp14:editId="26D49C2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0FC" w:rsidRDefault="002440FC" w:rsidP="002440FC">
      <w:pPr>
        <w:pStyle w:val="ListParagraph"/>
        <w:rPr>
          <w:noProof/>
        </w:rPr>
      </w:pPr>
    </w:p>
    <w:p w:rsidR="002440FC" w:rsidRDefault="002605AC" w:rsidP="002440FC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Git Init:</w:t>
      </w:r>
    </w:p>
    <w:p w:rsidR="00342410" w:rsidRDefault="002605AC" w:rsidP="002605AC">
      <w:pPr>
        <w:pStyle w:val="ListParagraph"/>
        <w:rPr>
          <w:noProof/>
        </w:rPr>
      </w:pPr>
      <w:r>
        <w:rPr>
          <w:noProof/>
        </w:rPr>
        <w:t xml:space="preserve">We use init command to create a new git repository on local machin. Create a local folder then </w:t>
      </w:r>
      <w:r w:rsidRPr="002605AC">
        <w:rPr>
          <w:b/>
          <w:noProof/>
        </w:rPr>
        <w:t>git init</w:t>
      </w:r>
      <w:r>
        <w:rPr>
          <w:b/>
          <w:noProof/>
        </w:rPr>
        <w:t xml:space="preserve"> </w:t>
      </w:r>
      <w:r w:rsidRPr="002605AC">
        <w:rPr>
          <w:noProof/>
        </w:rPr>
        <w:t>after</w:t>
      </w:r>
      <w:r>
        <w:rPr>
          <w:b/>
          <w:noProof/>
        </w:rPr>
        <w:t xml:space="preserve"> </w:t>
      </w:r>
      <w:r>
        <w:rPr>
          <w:noProof/>
        </w:rPr>
        <w:t xml:space="preserve">that .git folder is created in a local machine. </w:t>
      </w:r>
    </w:p>
    <w:p w:rsidR="002605AC" w:rsidRDefault="002605AC" w:rsidP="002605AC">
      <w:pPr>
        <w:pStyle w:val="ListParagraph"/>
        <w:rPr>
          <w:noProof/>
        </w:rPr>
      </w:pPr>
      <w:r>
        <w:rPr>
          <w:noProof/>
        </w:rPr>
        <w:t>Then create a repository on gi</w:t>
      </w:r>
      <w:r w:rsidR="00342410">
        <w:rPr>
          <w:noProof/>
        </w:rPr>
        <w:t xml:space="preserve">thub and add origin as that repo using </w:t>
      </w:r>
    </w:p>
    <w:p w:rsidR="00342410" w:rsidRDefault="00342410" w:rsidP="002605AC">
      <w:pPr>
        <w:pStyle w:val="ListParagraph"/>
        <w:rPr>
          <w:noProof/>
        </w:rPr>
      </w:pPr>
      <w:r w:rsidRPr="00342410">
        <w:rPr>
          <w:b/>
          <w:noProof/>
        </w:rPr>
        <w:t>git remote add origin &lt;link</w:t>
      </w:r>
      <w:r>
        <w:rPr>
          <w:b/>
          <w:noProof/>
        </w:rPr>
        <w:t xml:space="preserve"> of repository</w:t>
      </w:r>
      <w:r w:rsidRPr="00342410">
        <w:rPr>
          <w:b/>
          <w:noProof/>
        </w:rPr>
        <w:t>&gt;</w:t>
      </w:r>
      <w:r>
        <w:rPr>
          <w:b/>
          <w:noProof/>
        </w:rPr>
        <w:t xml:space="preserve"> </w:t>
      </w:r>
      <w:r>
        <w:rPr>
          <w:noProof/>
        </w:rPr>
        <w:t>with this our default repository is set as the link we have provided.</w:t>
      </w:r>
    </w:p>
    <w:p w:rsidR="00342410" w:rsidRDefault="00342410" w:rsidP="002605AC">
      <w:pPr>
        <w:pStyle w:val="ListParagraph"/>
        <w:rPr>
          <w:b/>
          <w:noProof/>
        </w:rPr>
      </w:pPr>
      <w:r>
        <w:rPr>
          <w:noProof/>
        </w:rPr>
        <w:t xml:space="preserve">To check branch </w:t>
      </w:r>
      <w:r w:rsidRPr="00342410">
        <w:rPr>
          <w:b/>
          <w:noProof/>
        </w:rPr>
        <w:t>git branch</w:t>
      </w:r>
      <w:r>
        <w:rPr>
          <w:b/>
          <w:noProof/>
        </w:rPr>
        <w:t xml:space="preserve"> </w:t>
      </w:r>
    </w:p>
    <w:p w:rsidR="00342410" w:rsidRDefault="00342410" w:rsidP="002605AC">
      <w:pPr>
        <w:pStyle w:val="ListParagraph"/>
        <w:rPr>
          <w:b/>
          <w:noProof/>
        </w:rPr>
      </w:pPr>
      <w:r>
        <w:rPr>
          <w:noProof/>
        </w:rPr>
        <w:t xml:space="preserve">To rename branch </w:t>
      </w:r>
      <w:r w:rsidRPr="00342410">
        <w:rPr>
          <w:b/>
          <w:noProof/>
        </w:rPr>
        <w:t>git branch -M name</w:t>
      </w:r>
    </w:p>
    <w:p w:rsidR="00342410" w:rsidRPr="00342410" w:rsidRDefault="00342410" w:rsidP="002605AC">
      <w:pPr>
        <w:pStyle w:val="ListParagraph"/>
        <w:rPr>
          <w:noProof/>
        </w:rPr>
      </w:pPr>
      <w:r>
        <w:rPr>
          <w:noProof/>
        </w:rPr>
        <w:t>After that we can push code to our repository.</w:t>
      </w:r>
    </w:p>
    <w:p w:rsidR="00342410" w:rsidRPr="002605AC" w:rsidRDefault="00342410" w:rsidP="002605AC">
      <w:pPr>
        <w:pStyle w:val="ListParagraph"/>
        <w:rPr>
          <w:noProof/>
        </w:rPr>
      </w:pPr>
    </w:p>
    <w:p w:rsidR="002605AC" w:rsidRDefault="002605AC" w:rsidP="002605AC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658DBD3C" wp14:editId="68F2AF1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410" w:rsidRDefault="00342410" w:rsidP="002605AC">
      <w:pPr>
        <w:pStyle w:val="ListParagraph"/>
        <w:rPr>
          <w:noProof/>
        </w:rPr>
      </w:pPr>
    </w:p>
    <w:p w:rsidR="00342410" w:rsidRDefault="00342410" w:rsidP="00342410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Git branch</w:t>
      </w:r>
    </w:p>
    <w:p w:rsidR="00342410" w:rsidRDefault="00342410" w:rsidP="00342410">
      <w:pPr>
        <w:pStyle w:val="ListParagraph"/>
        <w:rPr>
          <w:noProof/>
        </w:rPr>
      </w:pPr>
    </w:p>
    <w:p w:rsidR="00342410" w:rsidRDefault="00342410" w:rsidP="00342410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61A3C550" wp14:editId="00841AC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342410" w:rsidRDefault="00342410" w:rsidP="00342410">
      <w:pPr>
        <w:pStyle w:val="ListParagraph"/>
        <w:rPr>
          <w:noProof/>
        </w:rPr>
      </w:pPr>
    </w:p>
    <w:p w:rsidR="00342410" w:rsidRDefault="00342410" w:rsidP="00342410">
      <w:pPr>
        <w:pStyle w:val="ListParagraph"/>
        <w:rPr>
          <w:noProof/>
        </w:rPr>
      </w:pPr>
      <w:r>
        <w:rPr>
          <w:noProof/>
        </w:rPr>
        <w:t>We cannot delete branch on which we are currently</w:t>
      </w:r>
    </w:p>
    <w:p w:rsidR="00342410" w:rsidRDefault="00342410" w:rsidP="00342410">
      <w:pPr>
        <w:rPr>
          <w:noProof/>
        </w:rPr>
      </w:pPr>
      <w:r>
        <w:rPr>
          <w:noProof/>
        </w:rPr>
        <w:t xml:space="preserve">We can push the code to github in new branch as </w:t>
      </w:r>
      <w:r w:rsidRPr="00D205D8">
        <w:rPr>
          <w:b/>
          <w:noProof/>
        </w:rPr>
        <w:t>git push origin feature1</w:t>
      </w:r>
      <w:r w:rsidR="00D205D8">
        <w:rPr>
          <w:b/>
          <w:noProof/>
        </w:rPr>
        <w:t xml:space="preserve"> </w:t>
      </w:r>
      <w:r w:rsidR="00D205D8" w:rsidRPr="00D205D8">
        <w:rPr>
          <w:noProof/>
        </w:rPr>
        <w:t>(Here mention only those branch name which we make changes)</w:t>
      </w:r>
    </w:p>
    <w:p w:rsidR="00D205D8" w:rsidRDefault="00D205D8" w:rsidP="00342410">
      <w:pPr>
        <w:rPr>
          <w:noProof/>
        </w:rPr>
      </w:pPr>
    </w:p>
    <w:p w:rsidR="00D205D8" w:rsidRDefault="00D205D8" w:rsidP="00342410">
      <w:pPr>
        <w:rPr>
          <w:noProof/>
        </w:rPr>
      </w:pPr>
      <w:r>
        <w:rPr>
          <w:noProof/>
        </w:rPr>
        <w:drawing>
          <wp:inline distT="0" distB="0" distL="0" distR="0" wp14:anchorId="12589E3A" wp14:editId="64D7384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D205D8" w:rsidRDefault="00D205D8" w:rsidP="00342410">
      <w:pPr>
        <w:rPr>
          <w:noProof/>
        </w:rPr>
      </w:pPr>
    </w:p>
    <w:p w:rsidR="00D205D8" w:rsidRDefault="00D205D8" w:rsidP="00D205D8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Merge Branches</w:t>
      </w:r>
    </w:p>
    <w:p w:rsidR="00D205D8" w:rsidRDefault="00D205D8" w:rsidP="00D205D8">
      <w:pPr>
        <w:rPr>
          <w:noProof/>
        </w:rPr>
      </w:pPr>
      <w:r>
        <w:rPr>
          <w:noProof/>
        </w:rPr>
        <w:drawing>
          <wp:inline distT="0" distB="0" distL="0" distR="0" wp14:anchorId="12EABE20" wp14:editId="46709F9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5D8" w:rsidRDefault="00D205D8" w:rsidP="00D205D8">
      <w:pPr>
        <w:rPr>
          <w:noProof/>
        </w:rPr>
      </w:pPr>
      <w:r>
        <w:rPr>
          <w:noProof/>
        </w:rPr>
        <w:t>PR(Pull request): With the help of it we can merge our branch to main on github. Once PR request is created a senior developer will review the changes once done then he’ll merge the branches.</w:t>
      </w:r>
    </w:p>
    <w:p w:rsidR="001E613D" w:rsidRDefault="001E613D" w:rsidP="001E613D">
      <w:pPr>
        <w:pStyle w:val="ListParagraph"/>
        <w:rPr>
          <w:noProof/>
        </w:rPr>
      </w:pPr>
    </w:p>
    <w:p w:rsidR="001E613D" w:rsidRDefault="001E613D" w:rsidP="001E613D">
      <w:pPr>
        <w:pStyle w:val="ListParagraph"/>
        <w:rPr>
          <w:noProof/>
        </w:rPr>
      </w:pPr>
    </w:p>
    <w:p w:rsidR="001E613D" w:rsidRDefault="001E613D" w:rsidP="001E613D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Git pull: </w:t>
      </w:r>
    </w:p>
    <w:p w:rsidR="001E613D" w:rsidRDefault="001E613D" w:rsidP="001E613D">
      <w:pPr>
        <w:pStyle w:val="ListParagraph"/>
        <w:rPr>
          <w:noProof/>
        </w:rPr>
      </w:pPr>
      <w:r>
        <w:rPr>
          <w:noProof/>
        </w:rPr>
        <w:t xml:space="preserve">If we are performing merge using PR the changes are reflected in github but not in our local working directory. </w:t>
      </w:r>
    </w:p>
    <w:p w:rsidR="001E613D" w:rsidRDefault="001E613D" w:rsidP="001E613D">
      <w:pPr>
        <w:pStyle w:val="ListParagraph"/>
        <w:rPr>
          <w:noProof/>
        </w:rPr>
      </w:pPr>
    </w:p>
    <w:p w:rsidR="001E613D" w:rsidRDefault="001E613D" w:rsidP="001E613D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5F6C7EF0" wp14:editId="0EB43895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1E613D" w:rsidRDefault="001E613D" w:rsidP="001E613D">
      <w:pPr>
        <w:pStyle w:val="ListParagraph"/>
        <w:rPr>
          <w:noProof/>
        </w:rPr>
      </w:pPr>
    </w:p>
    <w:p w:rsidR="001E613D" w:rsidRDefault="001E613D" w:rsidP="001E613D">
      <w:pPr>
        <w:pStyle w:val="ListParagraph"/>
        <w:rPr>
          <w:noProof/>
        </w:rPr>
      </w:pPr>
      <w:r>
        <w:rPr>
          <w:noProof/>
        </w:rPr>
        <w:t xml:space="preserve">While merging 2 branches if any file has different content on both the branches then it give merge conflict. </w:t>
      </w:r>
    </w:p>
    <w:p w:rsidR="001E613D" w:rsidRDefault="001E613D" w:rsidP="001E613D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70E12B36" wp14:editId="7DEA1A2C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1E613D" w:rsidRDefault="001E613D" w:rsidP="001E613D">
      <w:pPr>
        <w:pStyle w:val="ListParagraph"/>
        <w:rPr>
          <w:noProof/>
        </w:rPr>
      </w:pPr>
    </w:p>
    <w:p w:rsidR="001E613D" w:rsidRDefault="001E613D" w:rsidP="001E613D">
      <w:pPr>
        <w:pStyle w:val="ListParagraph"/>
        <w:rPr>
          <w:noProof/>
        </w:rPr>
      </w:pPr>
      <w:r>
        <w:rPr>
          <w:noProof/>
        </w:rPr>
        <w:t xml:space="preserve">First resolve it and then </w:t>
      </w:r>
      <w:r w:rsidR="00C53D10">
        <w:rPr>
          <w:noProof/>
        </w:rPr>
        <w:t>merge 2 branches</w:t>
      </w:r>
    </w:p>
    <w:p w:rsidR="00C53D10" w:rsidRDefault="00C53D10" w:rsidP="001E613D">
      <w:pPr>
        <w:pStyle w:val="ListParagraph"/>
        <w:rPr>
          <w:noProof/>
        </w:rPr>
      </w:pPr>
    </w:p>
    <w:p w:rsidR="00C53D10" w:rsidRDefault="00C53D10" w:rsidP="001E613D">
      <w:pPr>
        <w:pStyle w:val="ListParagraph"/>
        <w:rPr>
          <w:noProof/>
        </w:rPr>
      </w:pPr>
    </w:p>
    <w:p w:rsidR="00C53D10" w:rsidRDefault="00C53D10" w:rsidP="001E613D">
      <w:pPr>
        <w:pStyle w:val="ListParagraph"/>
        <w:rPr>
          <w:noProof/>
        </w:rPr>
      </w:pPr>
    </w:p>
    <w:p w:rsidR="00C53D10" w:rsidRDefault="00C53D10" w:rsidP="001E613D">
      <w:pPr>
        <w:pStyle w:val="ListParagraph"/>
        <w:rPr>
          <w:noProof/>
        </w:rPr>
      </w:pPr>
    </w:p>
    <w:p w:rsidR="00C53D10" w:rsidRDefault="00C53D10" w:rsidP="00C53D10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To undo changes made in git:</w:t>
      </w:r>
    </w:p>
    <w:p w:rsidR="00C53D10" w:rsidRDefault="00C53D10" w:rsidP="00C53D10">
      <w:pPr>
        <w:pStyle w:val="ListParagraph"/>
        <w:rPr>
          <w:noProof/>
        </w:rPr>
      </w:pPr>
    </w:p>
    <w:p w:rsidR="00C53D10" w:rsidRDefault="00C53D10" w:rsidP="00C53D10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5CE3B5ED" wp14:editId="53A23D2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D10" w:rsidRDefault="00C53D10" w:rsidP="00C53D10">
      <w:pPr>
        <w:pStyle w:val="ListParagraph"/>
        <w:rPr>
          <w:noProof/>
        </w:rPr>
      </w:pPr>
    </w:p>
    <w:p w:rsidR="00C53D10" w:rsidRDefault="00C53D10" w:rsidP="00C53D10">
      <w:pPr>
        <w:pStyle w:val="ListParagraph"/>
        <w:rPr>
          <w:noProof/>
        </w:rPr>
      </w:pPr>
      <w:r>
        <w:rPr>
          <w:noProof/>
        </w:rPr>
        <w:t xml:space="preserve">By </w:t>
      </w:r>
      <w:r w:rsidRPr="00C53D10">
        <w:rPr>
          <w:b/>
          <w:noProof/>
        </w:rPr>
        <w:t>git log</w:t>
      </w:r>
      <w:r>
        <w:rPr>
          <w:noProof/>
        </w:rPr>
        <w:t xml:space="preserve"> we can get commit hash and all commits logs. </w:t>
      </w:r>
    </w:p>
    <w:p w:rsidR="00C53D10" w:rsidRDefault="00C53D10" w:rsidP="00C53D10">
      <w:pPr>
        <w:pStyle w:val="ListParagraph"/>
        <w:rPr>
          <w:noProof/>
        </w:rPr>
      </w:pPr>
      <w:r w:rsidRPr="00C53D10">
        <w:rPr>
          <w:b/>
          <w:noProof/>
        </w:rPr>
        <w:t>Reset –hard</w:t>
      </w:r>
      <w:r>
        <w:rPr>
          <w:noProof/>
        </w:rPr>
        <w:t xml:space="preserve"> can also delete the data i.e. modified data after that commit from the files.</w:t>
      </w:r>
    </w:p>
    <w:p w:rsidR="00C53D10" w:rsidRDefault="00C53D10" w:rsidP="00C53D10">
      <w:pPr>
        <w:pStyle w:val="ListParagraph"/>
        <w:rPr>
          <w:noProof/>
        </w:rPr>
      </w:pPr>
    </w:p>
    <w:p w:rsidR="00C53D10" w:rsidRDefault="00C53D10" w:rsidP="00C53D10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Fork </w:t>
      </w:r>
    </w:p>
    <w:p w:rsidR="00C53D10" w:rsidRDefault="00C53D10" w:rsidP="00C53D10">
      <w:pPr>
        <w:pStyle w:val="ListParagraph"/>
        <w:rPr>
          <w:noProof/>
        </w:rPr>
      </w:pPr>
    </w:p>
    <w:p w:rsidR="00C53D10" w:rsidRDefault="00C53D10" w:rsidP="00C53D10">
      <w:pPr>
        <w:pStyle w:val="ListParagraph"/>
        <w:rPr>
          <w:ins w:id="1" w:author="acer" w:date="2024-07-21T11:08:00Z"/>
          <w:noProof/>
        </w:rPr>
      </w:pPr>
      <w:r>
        <w:rPr>
          <w:noProof/>
        </w:rPr>
        <w:drawing>
          <wp:inline distT="0" distB="0" distL="0" distR="0" wp14:anchorId="3110618E" wp14:editId="42D8E0F7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ins w:id="2" w:author="acer" w:date="2024-07-21T11:08:00Z">
        <w:r w:rsidR="00611F35">
          <w:rPr>
            <w:noProof/>
          </w:rPr>
          <w:t xml:space="preserve"> </w:t>
        </w:r>
      </w:ins>
    </w:p>
    <w:p w:rsidR="00611F35" w:rsidRDefault="00611F35" w:rsidP="00C53D10">
      <w:pPr>
        <w:pStyle w:val="ListParagraph"/>
        <w:rPr>
          <w:ins w:id="3" w:author="acer" w:date="2024-07-21T11:08:00Z"/>
          <w:noProof/>
        </w:rPr>
      </w:pPr>
    </w:p>
    <w:p w:rsidR="00C53D10" w:rsidRPr="00D205D8" w:rsidRDefault="00611F35" w:rsidP="00C53D10">
      <w:pPr>
        <w:pStyle w:val="ListParagraph"/>
        <w:rPr>
          <w:noProof/>
        </w:rPr>
      </w:pPr>
      <w:ins w:id="4" w:author="acer" w:date="2024-07-21T11:08:00Z">
        <w:r>
          <w:rPr>
            <w:noProof/>
          </w:rPr>
          <w:t>Fork can create a copy of other’s repository or work to our github account where we can mention changes in it.</w:t>
        </w:r>
      </w:ins>
    </w:p>
    <w:sectPr w:rsidR="00C53D10" w:rsidRPr="00D205D8">
      <w:headerReference w:type="default" r:id="rId23"/>
      <w:footerReference w:type="default" r:id="rId2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F4DE6" w:rsidRDefault="002F4DE6" w:rsidP="00342410">
      <w:pPr>
        <w:spacing w:after="0" w:line="240" w:lineRule="auto"/>
      </w:pPr>
      <w:r>
        <w:separator/>
      </w:r>
    </w:p>
  </w:endnote>
  <w:endnote w:type="continuationSeparator" w:id="0">
    <w:p w:rsidR="002F4DE6" w:rsidRDefault="002F4DE6" w:rsidP="00342410">
      <w:pPr>
        <w:spacing w:after="0" w:line="240" w:lineRule="auto"/>
      </w:pPr>
      <w:r>
        <w:continuationSeparator/>
      </w:r>
    </w:p>
  </w:endnote>
  <w:endnote w:type="continuationNotice" w:id="1">
    <w:p w:rsidR="002F4DE6" w:rsidRDefault="002F4DE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02A26" w:rsidRDefault="00602A2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F4DE6" w:rsidRDefault="002F4DE6" w:rsidP="00342410">
      <w:pPr>
        <w:spacing w:after="0" w:line="240" w:lineRule="auto"/>
      </w:pPr>
      <w:r>
        <w:separator/>
      </w:r>
    </w:p>
  </w:footnote>
  <w:footnote w:type="continuationSeparator" w:id="0">
    <w:p w:rsidR="002F4DE6" w:rsidRDefault="002F4DE6" w:rsidP="00342410">
      <w:pPr>
        <w:spacing w:after="0" w:line="240" w:lineRule="auto"/>
      </w:pPr>
      <w:r>
        <w:continuationSeparator/>
      </w:r>
    </w:p>
  </w:footnote>
  <w:footnote w:type="continuationNotice" w:id="1">
    <w:p w:rsidR="002F4DE6" w:rsidRDefault="002F4DE6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02A26" w:rsidRDefault="00602A2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045273A"/>
    <w:multiLevelType w:val="hybridMultilevel"/>
    <w:tmpl w:val="5142C444"/>
    <w:lvl w:ilvl="0" w:tplc="C2363122">
      <w:start w:val="1"/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7FD67D8A"/>
    <w:multiLevelType w:val="hybridMultilevel"/>
    <w:tmpl w:val="78C830B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proofState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486D"/>
    <w:rsid w:val="00094A72"/>
    <w:rsid w:val="0018680C"/>
    <w:rsid w:val="001E613D"/>
    <w:rsid w:val="002440FC"/>
    <w:rsid w:val="002605AC"/>
    <w:rsid w:val="00272350"/>
    <w:rsid w:val="002D1127"/>
    <w:rsid w:val="002F4DE6"/>
    <w:rsid w:val="00342410"/>
    <w:rsid w:val="003D366E"/>
    <w:rsid w:val="00577442"/>
    <w:rsid w:val="00602A26"/>
    <w:rsid w:val="00611F35"/>
    <w:rsid w:val="00671C24"/>
    <w:rsid w:val="006A1C87"/>
    <w:rsid w:val="006B20A7"/>
    <w:rsid w:val="00927241"/>
    <w:rsid w:val="00BD486D"/>
    <w:rsid w:val="00C53D10"/>
    <w:rsid w:val="00D205D8"/>
    <w:rsid w:val="00F66E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35D588"/>
  <w15:chartTrackingRefBased/>
  <w15:docId w15:val="{9AC427DE-61D7-43C0-9F8D-3860198CC3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D486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4241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42410"/>
  </w:style>
  <w:style w:type="paragraph" w:styleId="Footer">
    <w:name w:val="footer"/>
    <w:basedOn w:val="Normal"/>
    <w:link w:val="FooterChar"/>
    <w:uiPriority w:val="99"/>
    <w:unhideWhenUsed/>
    <w:rsid w:val="0034241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42410"/>
  </w:style>
  <w:style w:type="paragraph" w:styleId="Revision">
    <w:name w:val="Revision"/>
    <w:hidden/>
    <w:uiPriority w:val="99"/>
    <w:semiHidden/>
    <w:rsid w:val="00602A26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02A2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2A26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1</Pages>
  <Words>453</Words>
  <Characters>2586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6</cp:revision>
  <dcterms:created xsi:type="dcterms:W3CDTF">2024-07-18T22:34:00Z</dcterms:created>
  <dcterms:modified xsi:type="dcterms:W3CDTF">2024-07-21T05:39:00Z</dcterms:modified>
</cp:coreProperties>
</file>